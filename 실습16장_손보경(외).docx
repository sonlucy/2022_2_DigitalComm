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CEBBA" w14:textId="7F2FA362" w:rsidR="00154136" w:rsidRDefault="00154136" w:rsidP="00154136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1</w:t>
      </w:r>
      <w:r w:rsidR="0022694A">
        <w:t>6</w:t>
      </w:r>
      <w:r>
        <w:t>.</w:t>
      </w:r>
      <w:r>
        <w:rPr>
          <w:rFonts w:hint="eastAsia"/>
        </w:rPr>
        <w:t xml:space="preserve"> M</w:t>
      </w:r>
      <w:r>
        <w:t xml:space="preserve">aximum </w:t>
      </w:r>
      <w:proofErr w:type="spellStart"/>
      <w:r>
        <w:t>Likehood</w:t>
      </w:r>
      <w:proofErr w:type="spellEnd"/>
      <w:r>
        <w:t xml:space="preserve"> Detection for Binary Transmission</w:t>
      </w:r>
    </w:p>
    <w:p w14:paraId="3D6C407F" w14:textId="77777777" w:rsidR="00154136" w:rsidRDefault="00154136" w:rsidP="00154136">
      <w:pPr>
        <w:pStyle w:val="Subsection"/>
      </w:pPr>
    </w:p>
    <w:p w14:paraId="7CF320C6" w14:textId="2BB00C46" w:rsidR="00154136" w:rsidRDefault="00154136" w:rsidP="00154136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1BD3A8C8" w14:textId="21FEC1D9" w:rsidR="00154136" w:rsidRDefault="00154136" w:rsidP="00154136">
      <w:pPr>
        <w:pStyle w:val="Subsection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7F7E7692" w14:textId="77777777" w:rsidTr="006C1D08">
        <w:tc>
          <w:tcPr>
            <w:tcW w:w="8702" w:type="dxa"/>
          </w:tcPr>
          <w:p w14:paraId="7169B62B" w14:textId="7D0E9D44" w:rsidR="00F834A9" w:rsidRDefault="00F834A9" w:rsidP="006C1D08">
            <w:pPr>
              <w:pStyle w:val="Subsection"/>
            </w:pPr>
            <w:r>
              <w:t>1</w:t>
            </w:r>
            <w:r>
              <w:rPr>
                <w:rFonts w:hint="eastAsia"/>
              </w:rPr>
              <w:t>.A. Answer</w:t>
            </w:r>
          </w:p>
        </w:tc>
      </w:tr>
      <w:tr w:rsidR="00F834A9" w:rsidRPr="00DD2FD7" w14:paraId="012136EC" w14:textId="77777777" w:rsidTr="006C1D08">
        <w:tc>
          <w:tcPr>
            <w:tcW w:w="8702" w:type="dxa"/>
          </w:tcPr>
          <w:p w14:paraId="3197AF0F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BEFEB4E" w14:textId="109B9959" w:rsidR="00F834A9" w:rsidRDefault="007E3BD5" w:rsidP="007E3BD5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C569EA9" wp14:editId="26EF57D0">
                  <wp:extent cx="5271238" cy="3402419"/>
                  <wp:effectExtent l="0" t="0" r="5715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425" cy="340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F7B4C" w14:textId="4920A905" w:rsidR="00F834A9" w:rsidRDefault="00A82870" w:rsidP="00A8287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61C5ECFB" w14:textId="780C4DBE" w:rsidR="00F834A9" w:rsidRPr="00DD2FD7" w:rsidRDefault="00F834A9" w:rsidP="00F834A9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455F565B" w14:textId="77777777" w:rsidR="00154136" w:rsidRDefault="00154136" w:rsidP="00154136">
      <w:pPr>
        <w:pStyle w:val="Subsection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41615280" w14:textId="77777777" w:rsidTr="006C1D08">
        <w:tc>
          <w:tcPr>
            <w:tcW w:w="8702" w:type="dxa"/>
          </w:tcPr>
          <w:p w14:paraId="75405DF4" w14:textId="35990B09" w:rsidR="00F834A9" w:rsidRDefault="00F834A9" w:rsidP="006C1D08">
            <w:pPr>
              <w:pStyle w:val="Subsection"/>
            </w:pPr>
            <w:r>
              <w:t>1</w:t>
            </w:r>
            <w:r>
              <w:rPr>
                <w:rFonts w:hint="eastAsia"/>
              </w:rPr>
              <w:t>.</w:t>
            </w:r>
            <w:r>
              <w:t>B</w:t>
            </w:r>
            <w:r>
              <w:rPr>
                <w:rFonts w:hint="eastAsia"/>
              </w:rPr>
              <w:t>. Answer</w:t>
            </w:r>
          </w:p>
        </w:tc>
      </w:tr>
      <w:tr w:rsidR="00F834A9" w:rsidRPr="00DD2FD7" w14:paraId="1AC1FC84" w14:textId="77777777" w:rsidTr="006C1D08">
        <w:tc>
          <w:tcPr>
            <w:tcW w:w="8702" w:type="dxa"/>
          </w:tcPr>
          <w:p w14:paraId="4DA6D1E4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5816AF8" w14:textId="2EDA7864" w:rsidR="00F834A9" w:rsidRDefault="003573D6" w:rsidP="00904847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0E4968DA" w14:textId="6BD83C05" w:rsidR="003573D6" w:rsidRDefault="0053556B" w:rsidP="00904847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1838845" wp14:editId="74C1A0FC">
                  <wp:extent cx="4418068" cy="3327991"/>
                  <wp:effectExtent l="0" t="0" r="1905" b="635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925" cy="333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F6D66" w14:textId="62F4BC0B" w:rsidR="003573D6" w:rsidRDefault="003573D6" w:rsidP="00904847">
            <w:pPr>
              <w:pStyle w:val="Subsection"/>
              <w:spacing w:after="0" w:line="240" w:lineRule="auto"/>
            </w:pPr>
          </w:p>
          <w:p w14:paraId="61DED19A" w14:textId="1F5C99D3" w:rsidR="003573D6" w:rsidRDefault="003573D6" w:rsidP="00904847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b)</w:t>
            </w:r>
          </w:p>
          <w:p w14:paraId="3E85F1EB" w14:textId="799432D7" w:rsidR="003573D6" w:rsidRDefault="0053556B" w:rsidP="00904847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56F5DE3" wp14:editId="3D386C45">
                  <wp:extent cx="4904429" cy="6496493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204" cy="6501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4F30A" w14:textId="127CA472" w:rsidR="003573D6" w:rsidRDefault="003573D6" w:rsidP="00904847">
            <w:pPr>
              <w:pStyle w:val="Subsection"/>
              <w:spacing w:after="0" w:line="240" w:lineRule="auto"/>
            </w:pPr>
          </w:p>
          <w:p w14:paraId="52BD6CC6" w14:textId="5F90970A" w:rsidR="003573D6" w:rsidRDefault="003573D6" w:rsidP="00904847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c)</w:t>
            </w:r>
          </w:p>
          <w:p w14:paraId="035C72D8" w14:textId="7614DE86" w:rsidR="00F834A9" w:rsidRDefault="0053556B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A99EDD" wp14:editId="4274117E">
                  <wp:extent cx="4546087" cy="4625163"/>
                  <wp:effectExtent l="0" t="0" r="6985" b="44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78" cy="462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E6E16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905B28A" w14:textId="1F01021C" w:rsidR="00320062" w:rsidRDefault="0032006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1C80125B" w14:textId="77777777" w:rsidTr="006C1D08">
        <w:tc>
          <w:tcPr>
            <w:tcW w:w="8702" w:type="dxa"/>
          </w:tcPr>
          <w:p w14:paraId="0BAA3A02" w14:textId="38E2DBFF" w:rsidR="00F834A9" w:rsidRDefault="00D85C11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C1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5FB5EED9" w14:textId="77777777" w:rsidTr="006C1D08">
        <w:tc>
          <w:tcPr>
            <w:tcW w:w="8702" w:type="dxa"/>
          </w:tcPr>
          <w:p w14:paraId="784CE64D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392C0F7C" w14:textId="4ACA8318" w:rsidR="00F834A9" w:rsidRDefault="00622BEC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614097B" wp14:editId="7C302BEB">
                  <wp:extent cx="4530501" cy="5869172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049" cy="587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AD718" w14:textId="54170BE2" w:rsidR="00F834A9" w:rsidRDefault="00622BEC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2FB5AB" wp14:editId="2757AE92">
                  <wp:extent cx="4429043" cy="4582632"/>
                  <wp:effectExtent l="0" t="0" r="0" b="889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875" cy="459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AA5C3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04BAC1D2" w14:textId="6198DFD5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697E712B" w14:textId="77777777" w:rsidTr="006C1D08">
        <w:tc>
          <w:tcPr>
            <w:tcW w:w="8702" w:type="dxa"/>
          </w:tcPr>
          <w:p w14:paraId="032625A2" w14:textId="232B79D9" w:rsidR="00F834A9" w:rsidRDefault="00D85C11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C2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28FB92B9" w14:textId="77777777" w:rsidTr="006C1D08">
        <w:tc>
          <w:tcPr>
            <w:tcW w:w="8702" w:type="dxa"/>
          </w:tcPr>
          <w:p w14:paraId="146DDC5B" w14:textId="1DDA05B5" w:rsidR="00F834A9" w:rsidRDefault="001F27F1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019AEB6" wp14:editId="4AC013ED">
                  <wp:extent cx="4391246" cy="2291952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249" cy="2299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B557D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40CFE8E3" w14:textId="563895C7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00F3492C" w14:textId="77777777" w:rsidTr="006C1D08">
        <w:tc>
          <w:tcPr>
            <w:tcW w:w="8702" w:type="dxa"/>
          </w:tcPr>
          <w:p w14:paraId="737F97E6" w14:textId="5147FA90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C3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63F9EC2A" w14:textId="77777777" w:rsidTr="006C1D08">
        <w:tc>
          <w:tcPr>
            <w:tcW w:w="8702" w:type="dxa"/>
          </w:tcPr>
          <w:p w14:paraId="104ABEC8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999C4D5" w14:textId="5FD18FD8" w:rsidR="00F834A9" w:rsidRDefault="001F27F1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883C05" wp14:editId="29817828">
                  <wp:extent cx="3455581" cy="2582689"/>
                  <wp:effectExtent l="0" t="0" r="0" b="825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02" cy="258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0CA33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3D6D393" w14:textId="05E60391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2C41465D" w14:textId="77777777" w:rsidTr="006C1D08">
        <w:tc>
          <w:tcPr>
            <w:tcW w:w="8702" w:type="dxa"/>
          </w:tcPr>
          <w:p w14:paraId="43AF0435" w14:textId="660A1F4A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D1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29285826" w14:textId="77777777" w:rsidTr="006C1D08">
        <w:tc>
          <w:tcPr>
            <w:tcW w:w="8702" w:type="dxa"/>
          </w:tcPr>
          <w:p w14:paraId="5F3520D8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D709ABE" w14:textId="317E12FC" w:rsidR="00F834A9" w:rsidRDefault="00F622D7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CAB1B2C" wp14:editId="32E33910">
                  <wp:extent cx="4222142" cy="3781030"/>
                  <wp:effectExtent l="0" t="0" r="698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460" cy="378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D1416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4239243" w14:textId="0BCA8093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7DC0DD82" w14:textId="77777777" w:rsidTr="006C1D08">
        <w:tc>
          <w:tcPr>
            <w:tcW w:w="8702" w:type="dxa"/>
          </w:tcPr>
          <w:p w14:paraId="62DAC4E8" w14:textId="43911394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D2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04D603C8" w14:textId="77777777" w:rsidTr="006C1D08">
        <w:tc>
          <w:tcPr>
            <w:tcW w:w="8702" w:type="dxa"/>
          </w:tcPr>
          <w:p w14:paraId="6AFEAD46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474A49BF" w14:textId="7508E05C" w:rsidR="00F834A9" w:rsidRDefault="00F622D7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09426C6" wp14:editId="09BAFBED">
                  <wp:extent cx="4102873" cy="1360957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493" cy="136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BECD9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66B9E6BE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72B347EA" w14:textId="215BD3B1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34A9" w14:paraId="7351D813" w14:textId="77777777" w:rsidTr="006C1D08">
        <w:tc>
          <w:tcPr>
            <w:tcW w:w="8702" w:type="dxa"/>
          </w:tcPr>
          <w:p w14:paraId="39184668" w14:textId="6EB2AA72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D3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52698E20" w14:textId="77777777" w:rsidTr="006C1D08">
        <w:tc>
          <w:tcPr>
            <w:tcW w:w="8702" w:type="dxa"/>
          </w:tcPr>
          <w:p w14:paraId="25DB3801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660055CD" w14:textId="5AA7D8FE" w:rsidR="00F834A9" w:rsidRDefault="00F622D7" w:rsidP="00F622D7">
            <w:pPr>
              <w:pStyle w:val="Subsection"/>
              <w:tabs>
                <w:tab w:val="left" w:pos="2579"/>
              </w:tabs>
              <w:spacing w:after="0" w:line="240" w:lineRule="auto"/>
            </w:pPr>
            <w:r>
              <w:tab/>
            </w:r>
            <w:r>
              <w:rPr>
                <w:noProof/>
              </w:rPr>
              <w:drawing>
                <wp:inline distT="0" distB="0" distL="0" distR="0" wp14:anchorId="743C755E" wp14:editId="4E25F616">
                  <wp:extent cx="4149216" cy="3053301"/>
                  <wp:effectExtent l="0" t="0" r="381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404" cy="306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898B4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3736F534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AD50471" w14:textId="367E5158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5F39D821" w14:textId="77777777" w:rsidTr="006C1D08">
        <w:tc>
          <w:tcPr>
            <w:tcW w:w="8702" w:type="dxa"/>
          </w:tcPr>
          <w:p w14:paraId="49F1E061" w14:textId="16CE0183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E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14EFAF3C" w14:textId="77777777" w:rsidTr="006C1D08">
        <w:tc>
          <w:tcPr>
            <w:tcW w:w="8702" w:type="dxa"/>
          </w:tcPr>
          <w:p w14:paraId="3A6AB6DB" w14:textId="5EB54ED5" w:rsidR="00F834A9" w:rsidRDefault="000818A9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C9E38E3" wp14:editId="4925E5D2">
                  <wp:extent cx="2484603" cy="4701026"/>
                  <wp:effectExtent l="0" t="0" r="0" b="444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670" cy="471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5B3F8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2F0604B7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7037024" w14:textId="4A22409A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7A45E707" w14:textId="77777777" w:rsidTr="006C1D08">
        <w:tc>
          <w:tcPr>
            <w:tcW w:w="8702" w:type="dxa"/>
          </w:tcPr>
          <w:p w14:paraId="09E39132" w14:textId="38BBC692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F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0A5F2894" w14:textId="77777777" w:rsidTr="006C1D08">
        <w:tc>
          <w:tcPr>
            <w:tcW w:w="8702" w:type="dxa"/>
          </w:tcPr>
          <w:p w14:paraId="66BCFCC3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7B39C38A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720F8B40" w14:textId="52BD9584" w:rsidR="00F834A9" w:rsidRDefault="00FA4BE1" w:rsidP="00FA4BE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(</w:t>
            </w:r>
            <w:proofErr w:type="spellStart"/>
            <w:proofErr w:type="gramStart"/>
            <w:r>
              <w:rPr>
                <w:color w:val="000000" w:themeColor="text1"/>
              </w:rPr>
              <w:t>a,b</w:t>
            </w:r>
            <w:proofErr w:type="spellEnd"/>
            <w:proofErr w:type="gramEnd"/>
            <w:r>
              <w:rPr>
                <w:color w:val="000000" w:themeColor="text1"/>
              </w:rPr>
              <w:t>)</w:t>
            </w:r>
            <w:r>
              <w:rPr>
                <w:rFonts w:hint="eastAsia"/>
                <w:color w:val="000000" w:themeColor="text1"/>
              </w:rPr>
              <w:t>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(</w:t>
            </w:r>
            <w:proofErr w:type="spellStart"/>
            <w:r>
              <w:rPr>
                <w:color w:val="000000" w:themeColor="text1"/>
              </w:rPr>
              <w:t>d,e</w:t>
            </w:r>
            <w:proofErr w:type="spellEnd"/>
            <w:r>
              <w:rPr>
                <w:color w:val="000000" w:themeColor="text1"/>
              </w:rPr>
              <w:t>)</w:t>
            </w:r>
            <w:r>
              <w:rPr>
                <w:rFonts w:hint="eastAsia"/>
                <w:color w:val="000000" w:themeColor="text1"/>
              </w:rPr>
              <w:t>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동일한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비트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에러율을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가진다</w:t>
            </w:r>
            <w:r>
              <w:rPr>
                <w:rFonts w:hint="eastAsia"/>
                <w:color w:val="000000" w:themeColor="text1"/>
              </w:rPr>
              <w:t>.</w:t>
            </w:r>
          </w:p>
          <w:p w14:paraId="4E1DCBA2" w14:textId="1E6071D4" w:rsidR="00FA4BE1" w:rsidRPr="00FA4BE1" w:rsidRDefault="00C80A5E" w:rsidP="00FA4BE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color w:val="000000" w:themeColor="text1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 xml:space="preserve">1 </m:t>
                      </m:r>
                    </m:sub>
                  </m:sSub>
                  <m:r>
                    <w:rPr>
                      <w:rFonts w:ascii="Cambria Math" w:hAnsi="Cambria Math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0</m:t>
                      </m:r>
                    </m:sub>
                  </m:sSub>
                </m:den>
              </m:f>
            </m:oMath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가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동일할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때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동일한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비트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에러율을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가진다</w:t>
            </w:r>
            <w:r w:rsidR="00FA4BE1">
              <w:rPr>
                <w:rFonts w:eastAsiaTheme="majorEastAsia" w:hint="eastAsia"/>
                <w:color w:val="000000" w:themeColor="text1"/>
              </w:rPr>
              <w:t>.</w:t>
            </w:r>
          </w:p>
          <w:p w14:paraId="74FB8916" w14:textId="528666A8" w:rsidR="00FA4BE1" w:rsidRDefault="00EE5BC0" w:rsidP="00FA4BE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일치한다</w:t>
            </w:r>
            <w:r>
              <w:rPr>
                <w:rFonts w:hint="eastAsia"/>
                <w:color w:val="000000" w:themeColor="text1"/>
              </w:rPr>
              <w:t>.</w:t>
            </w:r>
            <w:r>
              <w:rPr>
                <w:color w:val="000000" w:themeColor="text1"/>
              </w:rPr>
              <w:t xml:space="preserve"> (</w:t>
            </w:r>
            <w:proofErr w:type="spellStart"/>
            <w:proofErr w:type="gramStart"/>
            <w:r>
              <w:rPr>
                <w:color w:val="000000" w:themeColor="text1"/>
              </w:rPr>
              <w:t>a,b</w:t>
            </w:r>
            <w:proofErr w:type="spellEnd"/>
            <w:proofErr w:type="gramEnd"/>
            <w:r>
              <w:rPr>
                <w:color w:val="000000" w:themeColor="text1"/>
              </w:rPr>
              <w:t xml:space="preserve">) </w:t>
            </w:r>
            <w:r>
              <w:rPr>
                <w:rFonts w:hint="eastAsia"/>
                <w:color w:val="000000" w:themeColor="text1"/>
              </w:rPr>
              <w:t>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 xml:space="preserve">1 </m:t>
                      </m:r>
                    </m:sub>
                  </m:sSub>
                  <m:r>
                    <w:rPr>
                      <w:rFonts w:ascii="Cambria Math" w:hAnsi="Cambria Math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0</m:t>
                      </m:r>
                    </m:sub>
                  </m:sSub>
                </m:den>
              </m:f>
            </m:oMath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값이</w:t>
            </w:r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동일한</w:t>
            </w:r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것을</w:t>
            </w:r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확인</w:t>
            </w:r>
          </w:p>
          <w:p w14:paraId="1ECFC7A6" w14:textId="19F65B36" w:rsidR="00EE5BC0" w:rsidRDefault="00EE5BC0" w:rsidP="00EE5BC0">
            <w:pPr>
              <w:pStyle w:val="Subsection"/>
              <w:spacing w:after="0" w:line="240" w:lineRule="auto"/>
              <w:ind w:left="76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B15E5DC" wp14:editId="20F3E6A6">
                  <wp:extent cx="1565138" cy="1571659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596" cy="157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E1BD9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F152971" w14:textId="7FA479F2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4C3276E6" w14:textId="77777777" w:rsidTr="006C1D08">
        <w:tc>
          <w:tcPr>
            <w:tcW w:w="8702" w:type="dxa"/>
          </w:tcPr>
          <w:p w14:paraId="3A36323F" w14:textId="099E7DA5" w:rsidR="00F834A9" w:rsidRDefault="00DF67E9" w:rsidP="006C1D08">
            <w:pPr>
              <w:pStyle w:val="Subsection"/>
            </w:pPr>
            <w:r>
              <w:lastRenderedPageBreak/>
              <w:t>2</w:t>
            </w:r>
            <w:r w:rsidR="00F834A9">
              <w:rPr>
                <w:rFonts w:hint="eastAsia"/>
              </w:rPr>
              <w:t>.</w:t>
            </w:r>
            <w:r>
              <w:t>A1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39CC317D" w14:textId="77777777" w:rsidTr="006C1D08">
        <w:tc>
          <w:tcPr>
            <w:tcW w:w="8702" w:type="dxa"/>
          </w:tcPr>
          <w:p w14:paraId="4708317E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205F83BF" w14:textId="4FCF1534" w:rsidR="00F834A9" w:rsidRDefault="00F35A77" w:rsidP="00F35A77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t>n0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가우시안이므로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randn</w:t>
            </w:r>
            <w:proofErr w:type="spellEnd"/>
            <w:r>
              <w:t>*sqrt(</w:t>
            </w:r>
            <w:proofErr w:type="spellStart"/>
            <w:r>
              <w:rPr>
                <w:rFonts w:hint="eastAsia"/>
              </w:rPr>
              <w:t>v</w:t>
            </w:r>
            <w:r>
              <w:t>n</w:t>
            </w:r>
            <w:proofErr w:type="spellEnd"/>
            <w: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분산이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v</w:t>
            </w:r>
            <w:r>
              <w:t>n</w:t>
            </w:r>
            <w:proofErr w:type="spellEnd"/>
            <w:r>
              <w:rPr>
                <w:rFonts w:hint="eastAsia"/>
              </w:rPr>
              <w:t>인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</w:t>
            </w:r>
            <w:r w:rsidR="00285997">
              <w:rPr>
                <w:rFonts w:hint="eastAsia"/>
              </w:rPr>
              <w:t>분포를</w:t>
            </w:r>
            <w:r w:rsidR="00285997">
              <w:rPr>
                <w:rFonts w:hint="eastAsia"/>
              </w:rPr>
              <w:t xml:space="preserve"> </w:t>
            </w:r>
            <w:r w:rsidR="00285997">
              <w:rPr>
                <w:rFonts w:hint="eastAsia"/>
              </w:rPr>
              <w:t>생성</w:t>
            </w:r>
          </w:p>
          <w:p w14:paraId="566D491A" w14:textId="618BCEE0" w:rsidR="00285997" w:rsidRDefault="00285997" w:rsidP="00F35A77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r</w:t>
            </w:r>
            <w:r>
              <w:t>and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t>0~1</w:t>
            </w:r>
            <w:r>
              <w:rPr>
                <w:rFonts w:hint="eastAsia"/>
              </w:rPr>
              <w:t>사이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만드는데</w:t>
            </w:r>
            <w:r>
              <w:rPr>
                <w:rFonts w:hint="eastAsia"/>
              </w:rPr>
              <w:t>,</w:t>
            </w:r>
            <w:r>
              <w:t xml:space="preserve"> rand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t>0.5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작은지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큰지를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판단하여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확률</w:t>
            </w:r>
            <w:r>
              <w:rPr>
                <w:rFonts w:hint="eastAsia"/>
              </w:rPr>
              <w:t>(</w:t>
            </w:r>
            <w:r>
              <w:t>0.5)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송신한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0B4DE91E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46F4D640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3E7445B" w14:textId="699352E3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6173ED48" w14:textId="77777777" w:rsidTr="006C1D08">
        <w:tc>
          <w:tcPr>
            <w:tcW w:w="8702" w:type="dxa"/>
          </w:tcPr>
          <w:p w14:paraId="4973258A" w14:textId="632F61A0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147D8A1F" w14:textId="77777777" w:rsidTr="006C1D08">
        <w:tc>
          <w:tcPr>
            <w:tcW w:w="8702" w:type="dxa"/>
          </w:tcPr>
          <w:p w14:paraId="3762CE4E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6491566F" w14:textId="46960F3C" w:rsidR="00F834A9" w:rsidRDefault="00971F2B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05D35C3F" wp14:editId="7306347C">
                  <wp:extent cx="4815444" cy="2418926"/>
                  <wp:effectExtent l="0" t="0" r="4445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881" cy="2425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DC0D5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42CB836B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3DFBD6F" w14:textId="2F289078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24152419" w14:textId="77777777" w:rsidTr="006C1D08">
        <w:tc>
          <w:tcPr>
            <w:tcW w:w="8702" w:type="dxa"/>
          </w:tcPr>
          <w:p w14:paraId="6F01688F" w14:textId="72214E19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3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73426D65" w14:textId="77777777" w:rsidTr="006C1D08">
        <w:tc>
          <w:tcPr>
            <w:tcW w:w="8702" w:type="dxa"/>
          </w:tcPr>
          <w:p w14:paraId="5A168728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2D4BEC97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54C01547" w14:textId="630F416D" w:rsidR="00F834A9" w:rsidRDefault="00515F7A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177F13" wp14:editId="2A96B46B">
                  <wp:extent cx="2094740" cy="4540102"/>
                  <wp:effectExtent l="0" t="0" r="127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286" cy="454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4DE1F1" wp14:editId="4D90C7E4">
                  <wp:extent cx="1433599" cy="4529470"/>
                  <wp:effectExtent l="0" t="0" r="0" b="444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14" cy="454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941DE" w14:textId="2DA98533" w:rsidR="00F834A9" w:rsidRDefault="00F834A9" w:rsidP="006C1D08">
            <w:pPr>
              <w:pStyle w:val="Subsection"/>
              <w:spacing w:after="0" w:line="240" w:lineRule="auto"/>
              <w:rPr>
                <w:ins w:id="1" w:author="bkson220@gmail.com" w:date="2022-09-29T18:10:00Z"/>
                <w:color w:val="000000" w:themeColor="text1"/>
              </w:rPr>
            </w:pPr>
          </w:p>
          <w:p w14:paraId="5B67AF5F" w14:textId="110A34A7" w:rsidR="00E13FAC" w:rsidRDefault="00E13FAC" w:rsidP="006C1D08">
            <w:pPr>
              <w:pStyle w:val="Subsection"/>
              <w:spacing w:after="0" w:line="240" w:lineRule="auto"/>
              <w:rPr>
                <w:ins w:id="2" w:author="bkson220@gmail.com" w:date="2022-09-29T18:10:00Z"/>
                <w:color w:val="000000" w:themeColor="text1"/>
              </w:rPr>
            </w:pPr>
            <w:ins w:id="3" w:author="bkson220@gmail.com" w:date="2022-09-29T18:10:00Z">
              <w:r>
                <w:rPr>
                  <w:rFonts w:hint="eastAsia"/>
                  <w:color w:val="000000" w:themeColor="text1"/>
                </w:rPr>
                <w:t>z</w:t>
              </w:r>
              <w:r>
                <w:rPr>
                  <w:color w:val="000000" w:themeColor="text1"/>
                </w:rPr>
                <w:t>&lt;0</w:t>
              </w:r>
              <w:r>
                <w:rPr>
                  <w:rFonts w:hint="eastAsia"/>
                  <w:color w:val="000000" w:themeColor="text1"/>
                </w:rPr>
                <w:t>,</w:t>
              </w:r>
              <w:r>
                <w:rPr>
                  <w:color w:val="000000" w:themeColor="text1"/>
                </w:rPr>
                <w:t xml:space="preserve"> </w:t>
              </w:r>
              <w:r>
                <w:rPr>
                  <w:rFonts w:hint="eastAsia"/>
                  <w:color w:val="000000" w:themeColor="text1"/>
                </w:rPr>
                <w:t>d</w:t>
              </w:r>
              <w:r>
                <w:rPr>
                  <w:color w:val="000000" w:themeColor="text1"/>
                </w:rPr>
                <w:t>=1</w:t>
              </w:r>
              <w:r>
                <w:rPr>
                  <w:rFonts w:hint="eastAsia"/>
                  <w:color w:val="000000" w:themeColor="text1"/>
                </w:rPr>
                <w:t>일</w:t>
              </w:r>
              <w:r>
                <w:rPr>
                  <w:rFonts w:hint="eastAsia"/>
                  <w:color w:val="000000" w:themeColor="text1"/>
                </w:rPr>
                <w:t xml:space="preserve"> </w:t>
              </w:r>
              <w:r>
                <w:rPr>
                  <w:rFonts w:hint="eastAsia"/>
                  <w:color w:val="000000" w:themeColor="text1"/>
                </w:rPr>
                <w:t>때</w:t>
              </w:r>
              <w:r>
                <w:rPr>
                  <w:rFonts w:hint="eastAsia"/>
                  <w:color w:val="000000" w:themeColor="text1"/>
                </w:rPr>
                <w:t xml:space="preserve"> </w:t>
              </w:r>
              <w:proofErr w:type="spellStart"/>
              <w:r>
                <w:rPr>
                  <w:color w:val="000000" w:themeColor="text1"/>
                </w:rPr>
                <w:t>decision_check</w:t>
              </w:r>
              <w:proofErr w:type="spellEnd"/>
              <w:r>
                <w:rPr>
                  <w:color w:val="000000" w:themeColor="text1"/>
                </w:rPr>
                <w:t>= 0, z&lt;0, d=0</w:t>
              </w:r>
              <w:r>
                <w:rPr>
                  <w:rFonts w:hint="eastAsia"/>
                  <w:color w:val="000000" w:themeColor="text1"/>
                </w:rPr>
                <w:t>일</w:t>
              </w:r>
              <w:r>
                <w:rPr>
                  <w:rFonts w:hint="eastAsia"/>
                  <w:color w:val="000000" w:themeColor="text1"/>
                </w:rPr>
                <w:t xml:space="preserve"> </w:t>
              </w:r>
              <w:r>
                <w:rPr>
                  <w:rFonts w:hint="eastAsia"/>
                  <w:color w:val="000000" w:themeColor="text1"/>
                </w:rPr>
                <w:t>때</w:t>
              </w:r>
              <w:r>
                <w:rPr>
                  <w:rFonts w:hint="eastAsia"/>
                  <w:color w:val="000000" w:themeColor="text1"/>
                </w:rPr>
                <w:t xml:space="preserve"> </w:t>
              </w:r>
              <w:proofErr w:type="spellStart"/>
              <w:r>
                <w:rPr>
                  <w:color w:val="000000" w:themeColor="text1"/>
                </w:rPr>
                <w:t>decision_check</w:t>
              </w:r>
              <w:proofErr w:type="spellEnd"/>
              <w:r>
                <w:rPr>
                  <w:color w:val="000000" w:themeColor="text1"/>
                </w:rPr>
                <w:t xml:space="preserve">=1 </w:t>
              </w:r>
              <w:r>
                <w:rPr>
                  <w:rFonts w:hint="eastAsia"/>
                  <w:color w:val="000000" w:themeColor="text1"/>
                </w:rPr>
                <w:t>이런</w:t>
              </w:r>
              <w:r>
                <w:rPr>
                  <w:rFonts w:hint="eastAsia"/>
                  <w:color w:val="000000" w:themeColor="text1"/>
                </w:rPr>
                <w:t xml:space="preserve"> </w:t>
              </w:r>
              <w:r>
                <w:rPr>
                  <w:rFonts w:hint="eastAsia"/>
                  <w:color w:val="000000" w:themeColor="text1"/>
                </w:rPr>
                <w:t>식으로</w:t>
              </w:r>
            </w:ins>
          </w:p>
          <w:p w14:paraId="51A12231" w14:textId="6BA9AD44" w:rsidR="00397F45" w:rsidRDefault="00EB51FF" w:rsidP="006C1D08">
            <w:pPr>
              <w:pStyle w:val="Subsection"/>
              <w:spacing w:after="0" w:line="240" w:lineRule="auto"/>
              <w:rPr>
                <w:ins w:id="4" w:author="bkson220@gmail.com" w:date="2022-09-29T18:10:00Z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비트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판별이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제대로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ins w:id="5" w:author="bkson220@gmail.com" w:date="2022-09-29T18:10:00Z">
              <w:r w:rsidR="00E13FAC">
                <w:rPr>
                  <w:rFonts w:hint="eastAsia"/>
                  <w:color w:val="000000" w:themeColor="text1"/>
                </w:rPr>
                <w:t>된</w:t>
              </w:r>
              <w:r w:rsidR="00E13FAC">
                <w:rPr>
                  <w:rFonts w:hint="eastAsia"/>
                  <w:color w:val="000000" w:themeColor="text1"/>
                </w:rPr>
                <w:t xml:space="preserve"> </w:t>
              </w:r>
              <w:r w:rsidR="00E13FAC">
                <w:rPr>
                  <w:rFonts w:hint="eastAsia"/>
                  <w:color w:val="000000" w:themeColor="text1"/>
                </w:rPr>
                <w:t>것을</w:t>
              </w:r>
              <w:r w:rsidR="00E13FAC">
                <w:rPr>
                  <w:rFonts w:hint="eastAsia"/>
                  <w:color w:val="000000" w:themeColor="text1"/>
                </w:rPr>
                <w:t xml:space="preserve"> </w:t>
              </w:r>
              <w:r w:rsidR="00E13FAC">
                <w:rPr>
                  <w:rFonts w:hint="eastAsia"/>
                  <w:color w:val="000000" w:themeColor="text1"/>
                </w:rPr>
                <w:t>확인할</w:t>
              </w:r>
              <w:r w:rsidR="00E13FAC">
                <w:rPr>
                  <w:rFonts w:hint="eastAsia"/>
                  <w:color w:val="000000" w:themeColor="text1"/>
                </w:rPr>
                <w:t xml:space="preserve"> </w:t>
              </w:r>
              <w:r w:rsidR="00E13FAC">
                <w:rPr>
                  <w:rFonts w:hint="eastAsia"/>
                  <w:color w:val="000000" w:themeColor="text1"/>
                </w:rPr>
                <w:t>수</w:t>
              </w:r>
              <w:r w:rsidR="00E13FAC">
                <w:rPr>
                  <w:rFonts w:hint="eastAsia"/>
                  <w:color w:val="000000" w:themeColor="text1"/>
                </w:rPr>
                <w:t xml:space="preserve"> </w:t>
              </w:r>
              <w:r w:rsidR="00E13FAC">
                <w:rPr>
                  <w:rFonts w:hint="eastAsia"/>
                  <w:color w:val="000000" w:themeColor="text1"/>
                </w:rPr>
                <w:t>있었다</w:t>
              </w:r>
              <w:r w:rsidR="00E13FAC">
                <w:rPr>
                  <w:rFonts w:hint="eastAsia"/>
                  <w:color w:val="000000" w:themeColor="text1"/>
                </w:rPr>
                <w:t>.</w:t>
              </w:r>
            </w:ins>
          </w:p>
          <w:p w14:paraId="67FD1603" w14:textId="1BCF045D" w:rsidR="00F834A9" w:rsidRPr="00DD2FD7" w:rsidRDefault="00EB51FF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del w:id="6" w:author="bkson220@gmail.com" w:date="2022-09-29T18:10:00Z">
              <w:r>
                <w:rPr>
                  <w:rFonts w:hint="eastAsia"/>
                  <w:color w:val="000000" w:themeColor="text1"/>
                </w:rPr>
                <w:delText>되지않는다</w:delText>
              </w:r>
              <w:r>
                <w:rPr>
                  <w:rFonts w:hint="eastAsia"/>
                  <w:color w:val="000000" w:themeColor="text1"/>
                </w:rPr>
                <w:delText>.</w:delText>
              </w:r>
            </w:del>
          </w:p>
        </w:tc>
      </w:tr>
    </w:tbl>
    <w:p w14:paraId="423B10D4" w14:textId="566BA2A4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4FE90EAC" w14:textId="77777777" w:rsidTr="006C1D08">
        <w:tc>
          <w:tcPr>
            <w:tcW w:w="8702" w:type="dxa"/>
          </w:tcPr>
          <w:p w14:paraId="38527F43" w14:textId="33803569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4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5093853C" w14:textId="77777777" w:rsidTr="006C1D08">
        <w:tc>
          <w:tcPr>
            <w:tcW w:w="8702" w:type="dxa"/>
          </w:tcPr>
          <w:p w14:paraId="3AE4B473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500FA3C6" w14:textId="2D2CE632" w:rsidR="00F834A9" w:rsidRDefault="00074BFD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E87DCF0" wp14:editId="2D33B5AF">
                  <wp:extent cx="1047750" cy="7239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ACE28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7A4B5D98" w14:textId="466B2B30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3EF1021D" w14:textId="77777777" w:rsidTr="006C1D08">
        <w:tc>
          <w:tcPr>
            <w:tcW w:w="8702" w:type="dxa"/>
          </w:tcPr>
          <w:p w14:paraId="6661546F" w14:textId="6186175E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5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3F86BF75" w14:textId="77777777" w:rsidTr="006C1D08">
        <w:tc>
          <w:tcPr>
            <w:tcW w:w="8702" w:type="dxa"/>
          </w:tcPr>
          <w:p w14:paraId="496131B1" w14:textId="76EAFC5C" w:rsidR="00F834A9" w:rsidRDefault="0062552F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E04EA8" wp14:editId="40B31465">
                  <wp:extent cx="5254553" cy="4611269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134" cy="461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C3695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864997F" w14:textId="2F6BB05D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21851D8C" w14:textId="77777777" w:rsidTr="006C1D08">
        <w:tc>
          <w:tcPr>
            <w:tcW w:w="8702" w:type="dxa"/>
          </w:tcPr>
          <w:p w14:paraId="79C8A594" w14:textId="7C4898BB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6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4D50C960" w14:textId="77777777" w:rsidTr="006C1D08">
        <w:tc>
          <w:tcPr>
            <w:tcW w:w="8702" w:type="dxa"/>
          </w:tcPr>
          <w:p w14:paraId="330519AC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65B6A297" w14:textId="1D65801B" w:rsidR="00F834A9" w:rsidRDefault="0010005E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9F046A0" wp14:editId="71D25884">
                  <wp:extent cx="2476500" cy="43815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86328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159B6DA" w14:textId="2F4A4B88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33D986BD" w14:textId="77777777" w:rsidTr="006C1D08">
        <w:tc>
          <w:tcPr>
            <w:tcW w:w="8702" w:type="dxa"/>
          </w:tcPr>
          <w:p w14:paraId="5237703C" w14:textId="2C60632E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7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4C591807" w14:textId="77777777" w:rsidTr="006C1D08">
        <w:tc>
          <w:tcPr>
            <w:tcW w:w="8702" w:type="dxa"/>
          </w:tcPr>
          <w:p w14:paraId="3B12CB70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1329775B" w14:textId="363B0D24" w:rsidR="00F834A9" w:rsidRDefault="00DE764D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273DE38" wp14:editId="121B6D0E">
                  <wp:extent cx="1093914" cy="1571481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012" cy="158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48758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0406A36" w14:textId="10FBB550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52D1C18F" w14:textId="77777777" w:rsidTr="006C1D08">
        <w:tc>
          <w:tcPr>
            <w:tcW w:w="8702" w:type="dxa"/>
          </w:tcPr>
          <w:p w14:paraId="549AD45C" w14:textId="0062BB08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</w:t>
            </w:r>
            <w:r>
              <w:t>B1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770B9E0F" w14:textId="77777777" w:rsidTr="006C1D08">
        <w:tc>
          <w:tcPr>
            <w:tcW w:w="8702" w:type="dxa"/>
          </w:tcPr>
          <w:p w14:paraId="6C9C7F30" w14:textId="77777777" w:rsidR="00F834A9" w:rsidRDefault="00194C56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D152359" wp14:editId="4A3A693C">
                  <wp:extent cx="5228348" cy="3275682"/>
                  <wp:effectExtent l="0" t="0" r="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656" cy="32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11BFE" w14:textId="26A172ED" w:rsidR="00194C56" w:rsidRPr="00DD2FD7" w:rsidRDefault="00194C56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AC2A399" wp14:editId="35A745D2">
                  <wp:extent cx="4047171" cy="215631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165" cy="216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677FB4" w14:textId="13BBADE6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3CC73B11" w14:textId="77777777" w:rsidTr="006C1D08">
        <w:tc>
          <w:tcPr>
            <w:tcW w:w="8702" w:type="dxa"/>
          </w:tcPr>
          <w:p w14:paraId="1C7B2F03" w14:textId="18F7E61F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</w:t>
            </w:r>
            <w:r>
              <w:t>B2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099DF660" w14:textId="77777777" w:rsidTr="006C1D08">
        <w:tc>
          <w:tcPr>
            <w:tcW w:w="8702" w:type="dxa"/>
          </w:tcPr>
          <w:p w14:paraId="4231BEC3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7E547874" w14:textId="36297DD4" w:rsidR="00F834A9" w:rsidRPr="00DD2FD7" w:rsidRDefault="007F527E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CD11AB" wp14:editId="76F77A22">
                  <wp:extent cx="2923990" cy="2653443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705" cy="266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B0994" w14:textId="0C017AA6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68532263" w14:textId="77777777" w:rsidTr="006C1D08">
        <w:tc>
          <w:tcPr>
            <w:tcW w:w="8702" w:type="dxa"/>
          </w:tcPr>
          <w:p w14:paraId="1620185B" w14:textId="36C515DE" w:rsidR="00F834A9" w:rsidRDefault="00DF67E9" w:rsidP="006C1D08">
            <w:pPr>
              <w:pStyle w:val="Subsection"/>
            </w:pPr>
            <w:r w:rsidRPr="00087F17">
              <w:t>2</w:t>
            </w:r>
            <w:r w:rsidR="00F834A9" w:rsidRPr="00087F17">
              <w:rPr>
                <w:rFonts w:hint="eastAsia"/>
              </w:rPr>
              <w:t>.</w:t>
            </w:r>
            <w:r w:rsidRPr="00087F17">
              <w:t>B3</w:t>
            </w:r>
            <w:r w:rsidR="00F834A9" w:rsidRPr="00087F17">
              <w:rPr>
                <w:rFonts w:hint="eastAsia"/>
              </w:rPr>
              <w:t>. Answer</w:t>
            </w:r>
          </w:p>
        </w:tc>
      </w:tr>
      <w:tr w:rsidR="00F834A9" w:rsidRPr="00DD2FD7" w14:paraId="0CE6480C" w14:textId="77777777" w:rsidTr="006C1D08">
        <w:tc>
          <w:tcPr>
            <w:tcW w:w="8702" w:type="dxa"/>
          </w:tcPr>
          <w:p w14:paraId="585B2D2B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3CE0B877" w14:textId="3DC1D1FF" w:rsidR="00F834A9" w:rsidRDefault="00A076DC" w:rsidP="006C1D08">
            <w:pPr>
              <w:pStyle w:val="Subsection"/>
              <w:spacing w:after="0" w:line="240" w:lineRule="auto"/>
            </w:pPr>
            <w:r>
              <w:t>a1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증가할수록</w:t>
            </w:r>
            <w:r>
              <w:rPr>
                <w:rFonts w:hint="eastAsia"/>
              </w:rPr>
              <w:t xml:space="preserve"> </w:t>
            </w:r>
            <w:r>
              <w:t>BER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감소하는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이유는</w:t>
            </w:r>
            <w:r>
              <w:rPr>
                <w:rFonts w:hint="eastAsia"/>
              </w:rPr>
              <w:t xml:space="preserve"> </w:t>
            </w:r>
          </w:p>
          <w:p w14:paraId="4FA1FFF3" w14:textId="4A823BF5" w:rsidR="00A076DC" w:rsidRDefault="00A076DC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a</w:t>
            </w:r>
            <w:r>
              <w:t>1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a</w:t>
            </w:r>
            <w:r w:rsidR="000722D7">
              <w:t>1</w:t>
            </w:r>
            <w:r w:rsidR="000722D7">
              <w:rPr>
                <w:rFonts w:hint="eastAsia"/>
              </w:rPr>
              <w:t>의</w:t>
            </w:r>
            <w:r w:rsidR="000722D7">
              <w:rPr>
                <w:rFonts w:hint="eastAsia"/>
              </w:rPr>
              <w:t xml:space="preserve"> </w:t>
            </w:r>
            <w:proofErr w:type="spellStart"/>
            <w:r w:rsidR="000722D7">
              <w:rPr>
                <w:rFonts w:hint="eastAsia"/>
              </w:rPr>
              <w:t>가우시안</w:t>
            </w:r>
            <w:proofErr w:type="spellEnd"/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분포는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오른쪽으로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이동하게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되는데</w:t>
            </w:r>
            <w:r w:rsidR="000722D7">
              <w:rPr>
                <w:rFonts w:hint="eastAsia"/>
              </w:rPr>
              <w:t>,</w:t>
            </w:r>
            <w:r w:rsidR="000722D7">
              <w:t xml:space="preserve"> </w:t>
            </w:r>
            <w:r w:rsidR="00BF04EE">
              <w:rPr>
                <w:rFonts w:hint="eastAsia"/>
              </w:rPr>
              <w:t>두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송신신호</w:t>
            </w:r>
            <w:r w:rsidR="00BF04EE">
              <w:rPr>
                <w:rFonts w:hint="eastAsia"/>
              </w:rPr>
              <w:t>(</w:t>
            </w:r>
            <w:r>
              <w:t>0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비트</w:t>
            </w:r>
            <w:r w:rsidR="00BF04EE">
              <w:rPr>
                <w:rFonts w:hint="eastAsia"/>
              </w:rPr>
              <w:t>)</w:t>
            </w:r>
            <w:r w:rsidR="00BF04EE">
              <w:rPr>
                <w:rFonts w:hint="eastAsia"/>
              </w:rPr>
              <w:t>의</w:t>
            </w:r>
            <w:r w:rsidR="00BF04EE"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가우시안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분포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교점</w:t>
            </w:r>
            <w:r w:rsidR="00BF04EE">
              <w:rPr>
                <w:rFonts w:hint="eastAsia"/>
              </w:rPr>
              <w:t>(</w:t>
            </w:r>
            <w:r w:rsidR="00BF04EE">
              <w:rPr>
                <w:rFonts w:hint="eastAsia"/>
              </w:rPr>
              <w:t>경계</w:t>
            </w:r>
            <w:r w:rsidR="00BF04EE">
              <w:rPr>
                <w:rFonts w:hint="eastAsia"/>
              </w:rPr>
              <w:t>)</w:t>
            </w:r>
            <w:r w:rsidR="000722D7"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proofErr w:type="spellStart"/>
            <w:r w:rsidR="00BF04EE">
              <w:rPr>
                <w:rFonts w:hint="eastAsia"/>
              </w:rPr>
              <w:t>가우시안의</w:t>
            </w:r>
            <w:proofErr w:type="spellEnd"/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중심</w:t>
            </w:r>
            <w:r w:rsidR="00BF04EE">
              <w:rPr>
                <w:rFonts w:hint="eastAsia"/>
              </w:rPr>
              <w:t>(</w:t>
            </w:r>
            <w:r w:rsidR="00BF04EE">
              <w:rPr>
                <w:rFonts w:hint="eastAsia"/>
              </w:rPr>
              <w:t>평균</w:t>
            </w:r>
            <w:r w:rsidR="00BF04EE">
              <w:rPr>
                <w:rFonts w:hint="eastAsia"/>
              </w:rPr>
              <w:t>)</w:t>
            </w:r>
            <w:r w:rsidR="00BF04EE">
              <w:rPr>
                <w:rFonts w:hint="eastAsia"/>
              </w:rPr>
              <w:t>에서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멀어지게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되면서</w:t>
            </w:r>
            <w:r w:rsidR="00BF04EE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두</w:t>
            </w:r>
            <w:r w:rsidR="00EE24B2">
              <w:rPr>
                <w:rFonts w:hint="eastAsia"/>
              </w:rPr>
              <w:t xml:space="preserve"> </w:t>
            </w:r>
            <w:proofErr w:type="spellStart"/>
            <w:r w:rsidR="00EE24B2">
              <w:rPr>
                <w:rFonts w:hint="eastAsia"/>
              </w:rPr>
              <w:t>가우시안</w:t>
            </w:r>
            <w:proofErr w:type="spellEnd"/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분포가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겹치는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부분</w:t>
            </w:r>
            <w:r w:rsidR="00EE24B2">
              <w:rPr>
                <w:rFonts w:hint="eastAsia"/>
              </w:rPr>
              <w:t>(</w:t>
            </w:r>
            <w:r w:rsidR="00EE24B2">
              <w:t>=BER</w:t>
            </w:r>
            <w:r w:rsidR="00EE24B2">
              <w:rPr>
                <w:rFonts w:hint="eastAsia"/>
              </w:rPr>
              <w:t>이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발생하는</w:t>
            </w:r>
            <w:r w:rsidR="00EE24B2">
              <w:rPr>
                <w:rFonts w:hint="eastAsia"/>
              </w:rPr>
              <w:t>)</w:t>
            </w:r>
            <w:r w:rsidR="00EE24B2">
              <w:rPr>
                <w:rFonts w:hint="eastAsia"/>
              </w:rPr>
              <w:t>이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감소하게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되어</w:t>
            </w:r>
            <w:r w:rsidR="00EE24B2">
              <w:rPr>
                <w:rFonts w:hint="eastAsia"/>
              </w:rPr>
              <w:t xml:space="preserve"> </w:t>
            </w:r>
            <w:proofErr w:type="spellStart"/>
            <w:r w:rsidR="00BF04EE">
              <w:rPr>
                <w:rFonts w:hint="eastAsia"/>
              </w:rPr>
              <w:t>비트에러율</w:t>
            </w:r>
            <w:proofErr w:type="spellEnd"/>
            <w:r w:rsidR="00BF04EE">
              <w:rPr>
                <w:rFonts w:hint="eastAsia"/>
              </w:rPr>
              <w:t>(</w:t>
            </w:r>
            <w:r w:rsidR="00BF04EE">
              <w:t>BER)</w:t>
            </w:r>
            <w:r w:rsidR="00BF04EE">
              <w:rPr>
                <w:rFonts w:hint="eastAsia"/>
              </w:rPr>
              <w:t>이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감소하게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된다</w:t>
            </w:r>
            <w:r w:rsidR="00BF04EE">
              <w:rPr>
                <w:rFonts w:hint="eastAsia"/>
              </w:rPr>
              <w:t>.</w:t>
            </w:r>
          </w:p>
          <w:p w14:paraId="413C7FD4" w14:textId="66C372EF" w:rsidR="00BF04EE" w:rsidRDefault="00BF04EE" w:rsidP="00EE24B2">
            <w:pPr>
              <w:pStyle w:val="Subsection"/>
              <w:spacing w:after="0" w:line="240" w:lineRule="auto"/>
              <w:ind w:left="190" w:hangingChars="100" w:hanging="190"/>
            </w:pPr>
            <w:r>
              <w:rPr>
                <w:rFonts w:hint="eastAsia"/>
              </w:rPr>
              <w:t>반대로</w:t>
            </w:r>
            <w:r>
              <w:rPr>
                <w:rFonts w:hint="eastAsia"/>
              </w:rPr>
              <w:t>,</w:t>
            </w:r>
            <w:r>
              <w:t xml:space="preserve"> a1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감소하게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교점과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가우시안의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중심이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가까워지면서</w:t>
            </w:r>
            <w:r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두</w:t>
            </w:r>
            <w:r w:rsidR="00EE24B2">
              <w:rPr>
                <w:rFonts w:hint="eastAsia"/>
              </w:rPr>
              <w:t xml:space="preserve"> </w:t>
            </w:r>
            <w:proofErr w:type="spellStart"/>
            <w:r w:rsidR="00EE24B2">
              <w:rPr>
                <w:rFonts w:hint="eastAsia"/>
              </w:rPr>
              <w:t>가우시안</w:t>
            </w:r>
            <w:proofErr w:type="spellEnd"/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분포가</w:t>
            </w:r>
            <w:r w:rsidR="00EE24B2">
              <w:rPr>
                <w:rFonts w:hint="eastAsia"/>
              </w:rPr>
              <w:t xml:space="preserve"> </w:t>
            </w:r>
            <w:proofErr w:type="spellStart"/>
            <w:r w:rsidR="00EE24B2">
              <w:rPr>
                <w:rFonts w:hint="eastAsia"/>
              </w:rPr>
              <w:t>겹치는부분이</w:t>
            </w:r>
            <w:proofErr w:type="spellEnd"/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많아지며</w:t>
            </w:r>
            <w:r w:rsidR="00EE24B2">
              <w:rPr>
                <w:rFonts w:hint="eastAsia"/>
              </w:rPr>
              <w:t xml:space="preserve"> </w:t>
            </w:r>
            <w:r>
              <w:t>BER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  <w:p w14:paraId="14119203" w14:textId="77777777" w:rsidR="00F834A9" w:rsidRPr="00BF04EE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011B3C55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FCAE781" w14:textId="5F899191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67E9" w14:paraId="036F990E" w14:textId="77777777" w:rsidTr="006C1D08">
        <w:tc>
          <w:tcPr>
            <w:tcW w:w="8702" w:type="dxa"/>
          </w:tcPr>
          <w:p w14:paraId="5BFFE7E1" w14:textId="463D9D69" w:rsidR="00DF67E9" w:rsidRDefault="00DF67E9" w:rsidP="006C1D08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B4</w:t>
            </w:r>
            <w:r>
              <w:rPr>
                <w:rFonts w:hint="eastAsia"/>
              </w:rPr>
              <w:t>. Answer</w:t>
            </w:r>
          </w:p>
        </w:tc>
      </w:tr>
      <w:tr w:rsidR="00DF67E9" w:rsidRPr="00DD2FD7" w14:paraId="11B8B45D" w14:textId="77777777" w:rsidTr="006C1D08">
        <w:tc>
          <w:tcPr>
            <w:tcW w:w="8702" w:type="dxa"/>
          </w:tcPr>
          <w:p w14:paraId="6B4F5A4B" w14:textId="77777777" w:rsidR="00DF67E9" w:rsidRDefault="00DF67E9" w:rsidP="006C1D08">
            <w:pPr>
              <w:pStyle w:val="Subsection"/>
              <w:spacing w:after="0" w:line="240" w:lineRule="auto"/>
            </w:pPr>
          </w:p>
          <w:p w14:paraId="5E47CF87" w14:textId="0EF75E08" w:rsidR="00DF67E9" w:rsidRDefault="00DF67E9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42DF01BE" w14:textId="6756421D" w:rsidR="00E4762B" w:rsidRDefault="00E866B3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3333B48" wp14:editId="42BDE5C9">
                  <wp:extent cx="3207763" cy="1326417"/>
                  <wp:effectExtent l="0" t="0" r="0" b="762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992" cy="133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8C52D" w14:textId="02C10CB8" w:rsidR="00DF67E9" w:rsidRDefault="00DF67E9" w:rsidP="006C1D08">
            <w:pPr>
              <w:pStyle w:val="Subsection"/>
              <w:spacing w:after="0" w:line="240" w:lineRule="auto"/>
            </w:pPr>
          </w:p>
          <w:p w14:paraId="43119941" w14:textId="1531337D" w:rsidR="00DF67E9" w:rsidRDefault="00DF67E9" w:rsidP="006C1D08">
            <w:pPr>
              <w:pStyle w:val="Subsection"/>
              <w:spacing w:after="0" w:line="240" w:lineRule="auto"/>
            </w:pPr>
          </w:p>
          <w:p w14:paraId="1B90F0A5" w14:textId="075672D8" w:rsidR="00DF67E9" w:rsidRDefault="00DF67E9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b)</w:t>
            </w:r>
          </w:p>
          <w:p w14:paraId="03F1579F" w14:textId="7D0F4D99" w:rsidR="00DF67E9" w:rsidRDefault="0079021D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F79EA5" wp14:editId="6306203A">
                  <wp:extent cx="2990032" cy="1288445"/>
                  <wp:effectExtent l="0" t="0" r="1270" b="698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133" cy="1297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0E270" w14:textId="3CAF47AA" w:rsidR="0079021D" w:rsidRDefault="000F076E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208C545" wp14:editId="1EC312A7">
                  <wp:extent cx="2754419" cy="1279304"/>
                  <wp:effectExtent l="0" t="0" r="825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840" cy="1281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D2B09" w14:textId="29DA0BBA" w:rsidR="000F076E" w:rsidRDefault="004A11C3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D009F3C" wp14:editId="5C112BE2">
                  <wp:extent cx="2753995" cy="1269062"/>
                  <wp:effectExtent l="0" t="0" r="8255" b="762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1" cy="127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8431F" w14:textId="77777777" w:rsidR="00DF67E9" w:rsidRDefault="00DF67E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5CBB1F9D" w14:textId="291F2558" w:rsidR="00AE0EB6" w:rsidRPr="00DD2FD7" w:rsidRDefault="00AE0EB6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송신신호의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크기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a1</w:t>
            </w:r>
            <w:r>
              <w:rPr>
                <w:rFonts w:hint="eastAsia"/>
                <w:color w:val="000000" w:themeColor="text1"/>
              </w:rPr>
              <w:t>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커질수록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비트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</w:rPr>
              <w:t>에러율</w:t>
            </w:r>
            <w:proofErr w:type="spellEnd"/>
            <w:r>
              <w:rPr>
                <w:rFonts w:hint="eastAsia"/>
                <w:color w:val="000000" w:themeColor="text1"/>
              </w:rPr>
              <w:t>(</w:t>
            </w:r>
            <w:r>
              <w:rPr>
                <w:color w:val="000000" w:themeColor="text1"/>
              </w:rPr>
              <w:t>BER)</w:t>
            </w:r>
            <w:r>
              <w:rPr>
                <w:rFonts w:hint="eastAsia"/>
                <w:color w:val="000000" w:themeColor="text1"/>
              </w:rPr>
              <w:t>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줄어들고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수신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이미지의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질이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높아지는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것을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확인할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있다</w:t>
            </w:r>
            <w:r>
              <w:rPr>
                <w:rFonts w:hint="eastAsia"/>
                <w:color w:val="000000" w:themeColor="text1"/>
              </w:rPr>
              <w:t>.</w:t>
            </w:r>
          </w:p>
        </w:tc>
      </w:tr>
    </w:tbl>
    <w:p w14:paraId="3BA24A0F" w14:textId="75EBFD98" w:rsidR="00DF67E9" w:rsidRDefault="00DF67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67E9" w14:paraId="003D2DB4" w14:textId="77777777" w:rsidTr="006C1D08">
        <w:tc>
          <w:tcPr>
            <w:tcW w:w="8702" w:type="dxa"/>
          </w:tcPr>
          <w:p w14:paraId="56045BA8" w14:textId="5EB164A5" w:rsidR="00DF67E9" w:rsidRDefault="00DF67E9" w:rsidP="006C1D08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. Answer</w:t>
            </w:r>
          </w:p>
        </w:tc>
      </w:tr>
      <w:tr w:rsidR="00DF67E9" w:rsidRPr="00DD2FD7" w14:paraId="12617FB6" w14:textId="77777777" w:rsidTr="006C1D08">
        <w:tc>
          <w:tcPr>
            <w:tcW w:w="8702" w:type="dxa"/>
          </w:tcPr>
          <w:p w14:paraId="460EF48F" w14:textId="77777777" w:rsidR="00DF67E9" w:rsidRDefault="00DF67E9" w:rsidP="006C1D08">
            <w:pPr>
              <w:pStyle w:val="Subsection"/>
              <w:spacing w:after="0" w:line="240" w:lineRule="auto"/>
            </w:pPr>
          </w:p>
          <w:p w14:paraId="46C8E532" w14:textId="1EEC1D69" w:rsidR="00DF67E9" w:rsidRDefault="00DF67E9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63311A56" w14:textId="4EE67A21" w:rsidR="00DF67E9" w:rsidRDefault="00003C12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3E4C937" wp14:editId="0EDCFD1A">
                  <wp:extent cx="4490113" cy="3534210"/>
                  <wp:effectExtent l="0" t="0" r="5715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419" cy="355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819DA" w14:textId="77777777" w:rsidR="00003C12" w:rsidRDefault="00003C12" w:rsidP="006C1D08">
            <w:pPr>
              <w:pStyle w:val="Subsection"/>
              <w:spacing w:after="0" w:line="240" w:lineRule="auto"/>
            </w:pPr>
          </w:p>
          <w:p w14:paraId="503C4783" w14:textId="70B51B93" w:rsidR="00DF67E9" w:rsidRDefault="009F7F4F" w:rsidP="009F7F4F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rPr>
                <w:rFonts w:hint="eastAsia"/>
              </w:rPr>
              <w:t>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동일하다</w:t>
            </w:r>
            <w:r>
              <w:rPr>
                <w:rFonts w:hint="eastAsia"/>
              </w:rPr>
              <w:t>.</w:t>
            </w:r>
          </w:p>
          <w:p w14:paraId="240D8FD3" w14:textId="77777777" w:rsidR="00DF67E9" w:rsidRDefault="00DF67E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37535144" w14:textId="77777777" w:rsidR="00DF67E9" w:rsidRPr="00DD2FD7" w:rsidRDefault="00DF67E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222870C" w14:textId="0CC56BEB" w:rsidR="00DF67E9" w:rsidRDefault="00DF67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82957" w14:paraId="1AC7FC20" w14:textId="77777777" w:rsidTr="008F6715">
        <w:trPr>
          <w:del w:id="7" w:author="bkson220@gmail.com" w:date="2022-09-29T18:10:00Z"/>
        </w:trPr>
        <w:tc>
          <w:tcPr>
            <w:tcW w:w="8702" w:type="dxa"/>
          </w:tcPr>
          <w:p w14:paraId="32CA6D18" w14:textId="43FCA576" w:rsidR="00982957" w:rsidRDefault="00982957" w:rsidP="008F6715">
            <w:pPr>
              <w:pStyle w:val="Subsection"/>
              <w:rPr>
                <w:del w:id="8" w:author="bkson220@gmail.com" w:date="2022-09-29T18:10:00Z"/>
              </w:rPr>
            </w:pPr>
            <w:del w:id="9" w:author="bkson220@gmail.com" w:date="2022-09-29T18:10:00Z">
              <w:r>
                <w:delText>2</w:delText>
              </w:r>
              <w:r>
                <w:rPr>
                  <w:rFonts w:hint="eastAsia"/>
                </w:rPr>
                <w:delText>.D</w:delText>
              </w:r>
              <w:r>
                <w:delText>1</w:delText>
              </w:r>
              <w:r>
                <w:rPr>
                  <w:rFonts w:hint="eastAsia"/>
                </w:rPr>
                <w:delText>. Answer</w:delText>
              </w:r>
            </w:del>
          </w:p>
        </w:tc>
      </w:tr>
      <w:tr w:rsidR="00982957" w:rsidRPr="00DD2FD7" w14:paraId="3D58B965" w14:textId="77777777" w:rsidTr="008F6715">
        <w:trPr>
          <w:del w:id="10" w:author="bkson220@gmail.com" w:date="2022-09-29T18:10:00Z"/>
        </w:trPr>
        <w:tc>
          <w:tcPr>
            <w:tcW w:w="8702" w:type="dxa"/>
          </w:tcPr>
          <w:p w14:paraId="05201944" w14:textId="77777777" w:rsidR="00982957" w:rsidRDefault="00982957" w:rsidP="008F6715">
            <w:pPr>
              <w:pStyle w:val="Subsection"/>
              <w:spacing w:after="0" w:line="240" w:lineRule="auto"/>
              <w:rPr>
                <w:del w:id="11" w:author="bkson220@gmail.com" w:date="2022-09-29T18:10:00Z"/>
              </w:rPr>
            </w:pPr>
          </w:p>
          <w:p w14:paraId="463EF96E" w14:textId="77777777" w:rsidR="00982957" w:rsidRDefault="00982957" w:rsidP="008F6715">
            <w:pPr>
              <w:pStyle w:val="Subsection"/>
              <w:spacing w:after="0" w:line="240" w:lineRule="auto"/>
              <w:rPr>
                <w:del w:id="12" w:author="bkson220@gmail.com" w:date="2022-09-29T18:10:00Z"/>
                <w:color w:val="000000" w:themeColor="text1"/>
              </w:rPr>
            </w:pPr>
          </w:p>
          <w:p w14:paraId="78F3D5A9" w14:textId="77777777" w:rsidR="00982957" w:rsidRPr="00DD2FD7" w:rsidRDefault="00982957" w:rsidP="008F6715">
            <w:pPr>
              <w:pStyle w:val="Subsection"/>
              <w:spacing w:after="0" w:line="240" w:lineRule="auto"/>
              <w:rPr>
                <w:del w:id="13" w:author="bkson220@gmail.com" w:date="2022-09-29T18:10:00Z"/>
                <w:color w:val="000000" w:themeColor="text1"/>
              </w:rPr>
            </w:pPr>
          </w:p>
        </w:tc>
      </w:tr>
    </w:tbl>
    <w:p w14:paraId="0CC9BFA9" w14:textId="34B883F1" w:rsidR="00982957" w:rsidRDefault="00982957">
      <w:pPr>
        <w:rPr>
          <w:del w:id="14" w:author="bkson220@gmail.com" w:date="2022-09-29T18:10:00Z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82957" w14:paraId="596B70EA" w14:textId="77777777" w:rsidTr="008F6715">
        <w:trPr>
          <w:del w:id="15" w:author="bkson220@gmail.com" w:date="2022-09-29T18:10:00Z"/>
        </w:trPr>
        <w:tc>
          <w:tcPr>
            <w:tcW w:w="8702" w:type="dxa"/>
          </w:tcPr>
          <w:p w14:paraId="198D365E" w14:textId="775CF4F7" w:rsidR="00982957" w:rsidRDefault="00982957" w:rsidP="008F6715">
            <w:pPr>
              <w:pStyle w:val="Subsection"/>
              <w:rPr>
                <w:del w:id="16" w:author="bkson220@gmail.com" w:date="2022-09-29T18:10:00Z"/>
              </w:rPr>
            </w:pPr>
            <w:del w:id="17" w:author="bkson220@gmail.com" w:date="2022-09-29T18:10:00Z">
              <w:r>
                <w:delText>2</w:delText>
              </w:r>
              <w:r>
                <w:rPr>
                  <w:rFonts w:hint="eastAsia"/>
                </w:rPr>
                <w:delText>.D</w:delText>
              </w:r>
              <w:r>
                <w:delText>2</w:delText>
              </w:r>
              <w:r>
                <w:rPr>
                  <w:rFonts w:hint="eastAsia"/>
                </w:rPr>
                <w:delText>. Answer</w:delText>
              </w:r>
            </w:del>
          </w:p>
        </w:tc>
      </w:tr>
      <w:tr w:rsidR="00982957" w:rsidRPr="00DD2FD7" w14:paraId="519D9A14" w14:textId="77777777" w:rsidTr="008F6715">
        <w:trPr>
          <w:del w:id="18" w:author="bkson220@gmail.com" w:date="2022-09-29T18:10:00Z"/>
        </w:trPr>
        <w:tc>
          <w:tcPr>
            <w:tcW w:w="8702" w:type="dxa"/>
          </w:tcPr>
          <w:p w14:paraId="09D7A6C4" w14:textId="77777777" w:rsidR="00982957" w:rsidRDefault="00982957" w:rsidP="008F6715">
            <w:pPr>
              <w:pStyle w:val="Subsection"/>
              <w:spacing w:after="0" w:line="240" w:lineRule="auto"/>
              <w:rPr>
                <w:del w:id="19" w:author="bkson220@gmail.com" w:date="2022-09-29T18:10:00Z"/>
              </w:rPr>
            </w:pPr>
          </w:p>
          <w:p w14:paraId="312553F1" w14:textId="77777777" w:rsidR="00982957" w:rsidRDefault="00982957" w:rsidP="008F6715">
            <w:pPr>
              <w:pStyle w:val="Subsection"/>
              <w:spacing w:after="0" w:line="240" w:lineRule="auto"/>
              <w:rPr>
                <w:del w:id="20" w:author="bkson220@gmail.com" w:date="2022-09-29T18:10:00Z"/>
                <w:color w:val="000000" w:themeColor="text1"/>
              </w:rPr>
            </w:pPr>
          </w:p>
          <w:p w14:paraId="00121ADF" w14:textId="77777777" w:rsidR="00982957" w:rsidRPr="00DD2FD7" w:rsidRDefault="00982957" w:rsidP="008F6715">
            <w:pPr>
              <w:pStyle w:val="Subsection"/>
              <w:spacing w:after="0" w:line="240" w:lineRule="auto"/>
              <w:rPr>
                <w:del w:id="21" w:author="bkson220@gmail.com" w:date="2022-09-29T18:10:00Z"/>
                <w:color w:val="000000" w:themeColor="text1"/>
              </w:rPr>
            </w:pPr>
          </w:p>
        </w:tc>
      </w:tr>
    </w:tbl>
    <w:p w14:paraId="25AA83C0" w14:textId="262CCC88" w:rsidR="00982957" w:rsidRDefault="00982957">
      <w:pPr>
        <w:rPr>
          <w:del w:id="22" w:author="bkson220@gmail.com" w:date="2022-09-29T18:10:00Z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82957" w14:paraId="63B48714" w14:textId="77777777" w:rsidTr="008F6715">
        <w:trPr>
          <w:del w:id="23" w:author="bkson220@gmail.com" w:date="2022-09-29T18:10:00Z"/>
        </w:trPr>
        <w:tc>
          <w:tcPr>
            <w:tcW w:w="8702" w:type="dxa"/>
          </w:tcPr>
          <w:p w14:paraId="225CF876" w14:textId="4B5ADFAD" w:rsidR="00982957" w:rsidRDefault="00982957" w:rsidP="008F6715">
            <w:pPr>
              <w:pStyle w:val="Subsection"/>
              <w:rPr>
                <w:del w:id="24" w:author="bkson220@gmail.com" w:date="2022-09-29T18:10:00Z"/>
              </w:rPr>
            </w:pPr>
            <w:del w:id="25" w:author="bkson220@gmail.com" w:date="2022-09-29T18:10:00Z">
              <w:r>
                <w:delText>2</w:delText>
              </w:r>
              <w:r>
                <w:rPr>
                  <w:rFonts w:hint="eastAsia"/>
                </w:rPr>
                <w:delText>.D</w:delText>
              </w:r>
              <w:r>
                <w:delText>3</w:delText>
              </w:r>
              <w:r>
                <w:rPr>
                  <w:rFonts w:hint="eastAsia"/>
                </w:rPr>
                <w:delText>. Answer</w:delText>
              </w:r>
            </w:del>
          </w:p>
        </w:tc>
      </w:tr>
      <w:tr w:rsidR="00982957" w:rsidRPr="00DD2FD7" w14:paraId="41B49D45" w14:textId="77777777" w:rsidTr="008F6715">
        <w:trPr>
          <w:del w:id="26" w:author="bkson220@gmail.com" w:date="2022-09-29T18:10:00Z"/>
        </w:trPr>
        <w:tc>
          <w:tcPr>
            <w:tcW w:w="8702" w:type="dxa"/>
          </w:tcPr>
          <w:p w14:paraId="1FAEFDA8" w14:textId="77777777" w:rsidR="00982957" w:rsidRDefault="00982957" w:rsidP="008F6715">
            <w:pPr>
              <w:pStyle w:val="Subsection"/>
              <w:spacing w:after="0" w:line="240" w:lineRule="auto"/>
              <w:rPr>
                <w:del w:id="27" w:author="bkson220@gmail.com" w:date="2022-09-29T18:10:00Z"/>
              </w:rPr>
            </w:pPr>
          </w:p>
          <w:p w14:paraId="1745E562" w14:textId="77777777" w:rsidR="00982957" w:rsidRDefault="00982957" w:rsidP="008F6715">
            <w:pPr>
              <w:pStyle w:val="Subsection"/>
              <w:spacing w:after="0" w:line="240" w:lineRule="auto"/>
              <w:rPr>
                <w:del w:id="28" w:author="bkson220@gmail.com" w:date="2022-09-29T18:10:00Z"/>
                <w:color w:val="000000" w:themeColor="text1"/>
              </w:rPr>
            </w:pPr>
          </w:p>
          <w:p w14:paraId="6F7DA1C9" w14:textId="77777777" w:rsidR="00982957" w:rsidRPr="00DD2FD7" w:rsidRDefault="00982957" w:rsidP="008F6715">
            <w:pPr>
              <w:pStyle w:val="Subsection"/>
              <w:spacing w:after="0" w:line="240" w:lineRule="auto"/>
              <w:rPr>
                <w:del w:id="29" w:author="bkson220@gmail.com" w:date="2022-09-29T18:10:00Z"/>
                <w:color w:val="000000" w:themeColor="text1"/>
              </w:rPr>
            </w:pPr>
          </w:p>
        </w:tc>
      </w:tr>
    </w:tbl>
    <w:p w14:paraId="1FAF47AA" w14:textId="7843D1B3" w:rsidR="00982957" w:rsidRDefault="00982957">
      <w:pPr>
        <w:rPr>
          <w:del w:id="30" w:author="bkson220@gmail.com" w:date="2022-09-29T18:10:00Z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82957" w14:paraId="020A119C" w14:textId="77777777" w:rsidTr="008F6715">
        <w:trPr>
          <w:del w:id="31" w:author="bkson220@gmail.com" w:date="2022-09-29T18:10:00Z"/>
        </w:trPr>
        <w:tc>
          <w:tcPr>
            <w:tcW w:w="8702" w:type="dxa"/>
          </w:tcPr>
          <w:p w14:paraId="50B31A70" w14:textId="01FD8188" w:rsidR="00982957" w:rsidRDefault="00982957" w:rsidP="008F6715">
            <w:pPr>
              <w:pStyle w:val="Subsection"/>
              <w:rPr>
                <w:del w:id="32" w:author="bkson220@gmail.com" w:date="2022-09-29T18:10:00Z"/>
              </w:rPr>
            </w:pPr>
            <w:del w:id="33" w:author="bkson220@gmail.com" w:date="2022-09-29T18:10:00Z">
              <w:r>
                <w:delText>2</w:delText>
              </w:r>
              <w:r>
                <w:rPr>
                  <w:rFonts w:hint="eastAsia"/>
                </w:rPr>
                <w:delText>.D</w:delText>
              </w:r>
              <w:r>
                <w:delText>4</w:delText>
              </w:r>
              <w:r>
                <w:rPr>
                  <w:rFonts w:hint="eastAsia"/>
                </w:rPr>
                <w:delText>. Answer</w:delText>
              </w:r>
            </w:del>
          </w:p>
        </w:tc>
      </w:tr>
      <w:tr w:rsidR="00982957" w:rsidRPr="00DD2FD7" w14:paraId="56230AD1" w14:textId="77777777" w:rsidTr="008F6715">
        <w:trPr>
          <w:del w:id="34" w:author="bkson220@gmail.com" w:date="2022-09-29T18:10:00Z"/>
        </w:trPr>
        <w:tc>
          <w:tcPr>
            <w:tcW w:w="8702" w:type="dxa"/>
          </w:tcPr>
          <w:p w14:paraId="575235C2" w14:textId="77777777" w:rsidR="00982957" w:rsidRDefault="00982957" w:rsidP="008F6715">
            <w:pPr>
              <w:pStyle w:val="Subsection"/>
              <w:spacing w:after="0" w:line="240" w:lineRule="auto"/>
              <w:rPr>
                <w:del w:id="35" w:author="bkson220@gmail.com" w:date="2022-09-29T18:10:00Z"/>
              </w:rPr>
            </w:pPr>
          </w:p>
          <w:p w14:paraId="07E53424" w14:textId="77777777" w:rsidR="00982957" w:rsidRDefault="00982957" w:rsidP="008F6715">
            <w:pPr>
              <w:pStyle w:val="Subsection"/>
              <w:spacing w:after="0" w:line="240" w:lineRule="auto"/>
              <w:rPr>
                <w:del w:id="36" w:author="bkson220@gmail.com" w:date="2022-09-29T18:10:00Z"/>
                <w:color w:val="000000" w:themeColor="text1"/>
              </w:rPr>
            </w:pPr>
          </w:p>
          <w:p w14:paraId="7F0DF954" w14:textId="77777777" w:rsidR="00982957" w:rsidRPr="00DD2FD7" w:rsidRDefault="00982957" w:rsidP="008F6715">
            <w:pPr>
              <w:pStyle w:val="Subsection"/>
              <w:spacing w:after="0" w:line="240" w:lineRule="auto"/>
              <w:rPr>
                <w:del w:id="37" w:author="bkson220@gmail.com" w:date="2022-09-29T18:10:00Z"/>
                <w:color w:val="000000" w:themeColor="text1"/>
              </w:rPr>
            </w:pPr>
          </w:p>
        </w:tc>
      </w:tr>
    </w:tbl>
    <w:p w14:paraId="5CD0C8C5" w14:textId="755EDDA6" w:rsidR="00982957" w:rsidRDefault="00982957">
      <w:pPr>
        <w:rPr>
          <w:del w:id="38" w:author="bkson220@gmail.com" w:date="2022-09-29T18:10:00Z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82957" w14:paraId="4C3F466F" w14:textId="77777777" w:rsidTr="008F6715">
        <w:trPr>
          <w:del w:id="39" w:author="bkson220@gmail.com" w:date="2022-09-29T18:10:00Z"/>
        </w:trPr>
        <w:tc>
          <w:tcPr>
            <w:tcW w:w="8702" w:type="dxa"/>
          </w:tcPr>
          <w:p w14:paraId="294EB9EB" w14:textId="7A5903FB" w:rsidR="00982957" w:rsidRDefault="00982957" w:rsidP="008F6715">
            <w:pPr>
              <w:pStyle w:val="Subsection"/>
              <w:rPr>
                <w:del w:id="40" w:author="bkson220@gmail.com" w:date="2022-09-29T18:10:00Z"/>
              </w:rPr>
            </w:pPr>
            <w:del w:id="41" w:author="bkson220@gmail.com" w:date="2022-09-29T18:10:00Z">
              <w:r>
                <w:delText>2</w:delText>
              </w:r>
              <w:r>
                <w:rPr>
                  <w:rFonts w:hint="eastAsia"/>
                </w:rPr>
                <w:delText>.D</w:delText>
              </w:r>
              <w:r>
                <w:delText>5</w:delText>
              </w:r>
              <w:r>
                <w:rPr>
                  <w:rFonts w:hint="eastAsia"/>
                </w:rPr>
                <w:delText>. Answer</w:delText>
              </w:r>
            </w:del>
          </w:p>
        </w:tc>
      </w:tr>
      <w:tr w:rsidR="00982957" w:rsidRPr="00DD2FD7" w14:paraId="5ADEE0E4" w14:textId="77777777" w:rsidTr="008F6715">
        <w:trPr>
          <w:del w:id="42" w:author="bkson220@gmail.com" w:date="2022-09-29T18:10:00Z"/>
        </w:trPr>
        <w:tc>
          <w:tcPr>
            <w:tcW w:w="8702" w:type="dxa"/>
          </w:tcPr>
          <w:p w14:paraId="327DF6E7" w14:textId="77777777" w:rsidR="00982957" w:rsidRDefault="00982957" w:rsidP="008F6715">
            <w:pPr>
              <w:pStyle w:val="Subsection"/>
              <w:spacing w:after="0" w:line="240" w:lineRule="auto"/>
              <w:rPr>
                <w:del w:id="43" w:author="bkson220@gmail.com" w:date="2022-09-29T18:10:00Z"/>
              </w:rPr>
            </w:pPr>
          </w:p>
          <w:p w14:paraId="2575C8F2" w14:textId="77777777" w:rsidR="00982957" w:rsidRDefault="00982957" w:rsidP="008F6715">
            <w:pPr>
              <w:pStyle w:val="Subsection"/>
              <w:spacing w:after="0" w:line="240" w:lineRule="auto"/>
              <w:rPr>
                <w:del w:id="44" w:author="bkson220@gmail.com" w:date="2022-09-29T18:10:00Z"/>
                <w:color w:val="000000" w:themeColor="text1"/>
              </w:rPr>
            </w:pPr>
          </w:p>
          <w:p w14:paraId="32AABB44" w14:textId="77777777" w:rsidR="00982957" w:rsidRPr="00DD2FD7" w:rsidRDefault="00982957" w:rsidP="008F6715">
            <w:pPr>
              <w:pStyle w:val="Subsection"/>
              <w:spacing w:after="0" w:line="240" w:lineRule="auto"/>
              <w:rPr>
                <w:del w:id="45" w:author="bkson220@gmail.com" w:date="2022-09-29T18:10:00Z"/>
                <w:color w:val="000000" w:themeColor="text1"/>
              </w:rPr>
            </w:pPr>
          </w:p>
        </w:tc>
      </w:tr>
    </w:tbl>
    <w:p w14:paraId="536A1FB1" w14:textId="77777777" w:rsidR="00982957" w:rsidRPr="00982957" w:rsidRDefault="00982957"/>
    <w:sectPr w:rsidR="00982957" w:rsidRPr="009829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12E72"/>
    <w:multiLevelType w:val="hybridMultilevel"/>
    <w:tmpl w:val="22B040B6"/>
    <w:lvl w:ilvl="0" w:tplc="7630AB9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75498A"/>
    <w:multiLevelType w:val="hybridMultilevel"/>
    <w:tmpl w:val="22B040B6"/>
    <w:lvl w:ilvl="0" w:tplc="FFFFFFFF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EEE02C3"/>
    <w:multiLevelType w:val="hybridMultilevel"/>
    <w:tmpl w:val="CEF2C67C"/>
    <w:lvl w:ilvl="0" w:tplc="EEEEA81C">
      <w:start w:val="2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05A6C7A"/>
    <w:multiLevelType w:val="hybridMultilevel"/>
    <w:tmpl w:val="8564BA20"/>
    <w:lvl w:ilvl="0" w:tplc="B748B266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kson220@gmail.com">
    <w15:presenceInfo w15:providerId="Windows Live" w15:userId="e06272da69c0f4d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136"/>
    <w:rsid w:val="00003C12"/>
    <w:rsid w:val="000722D7"/>
    <w:rsid w:val="00074BFD"/>
    <w:rsid w:val="000818A9"/>
    <w:rsid w:val="00087F17"/>
    <w:rsid w:val="000F076E"/>
    <w:rsid w:val="0010005E"/>
    <w:rsid w:val="00154136"/>
    <w:rsid w:val="00156658"/>
    <w:rsid w:val="00194C56"/>
    <w:rsid w:val="001B602C"/>
    <w:rsid w:val="001F27F1"/>
    <w:rsid w:val="0022694A"/>
    <w:rsid w:val="00241639"/>
    <w:rsid w:val="00285997"/>
    <w:rsid w:val="002E7C38"/>
    <w:rsid w:val="00320062"/>
    <w:rsid w:val="003573D6"/>
    <w:rsid w:val="00397F45"/>
    <w:rsid w:val="0049638B"/>
    <w:rsid w:val="004A11C3"/>
    <w:rsid w:val="004E218B"/>
    <w:rsid w:val="00515F7A"/>
    <w:rsid w:val="0053556B"/>
    <w:rsid w:val="00622BEC"/>
    <w:rsid w:val="0062552F"/>
    <w:rsid w:val="00674D50"/>
    <w:rsid w:val="0079021D"/>
    <w:rsid w:val="007E3BD5"/>
    <w:rsid w:val="007F527E"/>
    <w:rsid w:val="00813834"/>
    <w:rsid w:val="0081749A"/>
    <w:rsid w:val="0083373C"/>
    <w:rsid w:val="00904847"/>
    <w:rsid w:val="0095412C"/>
    <w:rsid w:val="00971F2B"/>
    <w:rsid w:val="00982957"/>
    <w:rsid w:val="009F7F4F"/>
    <w:rsid w:val="00A076DC"/>
    <w:rsid w:val="00A82870"/>
    <w:rsid w:val="00AE0EB6"/>
    <w:rsid w:val="00B426B4"/>
    <w:rsid w:val="00BF04EE"/>
    <w:rsid w:val="00C80A5E"/>
    <w:rsid w:val="00C81B2F"/>
    <w:rsid w:val="00C93D8D"/>
    <w:rsid w:val="00D170E4"/>
    <w:rsid w:val="00D85C11"/>
    <w:rsid w:val="00DE764D"/>
    <w:rsid w:val="00DF67E9"/>
    <w:rsid w:val="00E13FAC"/>
    <w:rsid w:val="00E4762B"/>
    <w:rsid w:val="00E866B3"/>
    <w:rsid w:val="00EB51FF"/>
    <w:rsid w:val="00EE24B2"/>
    <w:rsid w:val="00EE5BC0"/>
    <w:rsid w:val="00F35A77"/>
    <w:rsid w:val="00F622D7"/>
    <w:rsid w:val="00F834A9"/>
    <w:rsid w:val="00FA4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A25F7"/>
  <w15:chartTrackingRefBased/>
  <w15:docId w15:val="{974AE876-662B-4E20-8841-2A5022C69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ptertitle">
    <w:name w:val="Chapter title"/>
    <w:basedOn w:val="a"/>
    <w:link w:val="ChaptertitleChar"/>
    <w:qFormat/>
    <w:rsid w:val="00154136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154136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paragraph" w:customStyle="1" w:styleId="Subsection">
    <w:name w:val="Subsection"/>
    <w:basedOn w:val="a"/>
    <w:link w:val="SubsectionChar"/>
    <w:qFormat/>
    <w:rsid w:val="00154136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154136"/>
    <w:rPr>
      <w:rFonts w:ascii="Times New Roman" w:eastAsiaTheme="majorHAnsi" w:hAnsi="Times New Roman" w:cs="Times New Roman"/>
      <w:kern w:val="0"/>
      <w:sz w:val="19"/>
      <w:szCs w:val="19"/>
    </w:rPr>
  </w:style>
  <w:style w:type="table" w:styleId="a3">
    <w:name w:val="Table Grid"/>
    <w:basedOn w:val="a1"/>
    <w:uiPriority w:val="59"/>
    <w:rsid w:val="00F83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A4BE1"/>
    <w:rPr>
      <w:color w:val="808080"/>
    </w:rPr>
  </w:style>
  <w:style w:type="paragraph" w:styleId="a5">
    <w:name w:val="Revision"/>
    <w:hidden/>
    <w:uiPriority w:val="99"/>
    <w:semiHidden/>
    <w:rsid w:val="00813834"/>
    <w:pPr>
      <w:spacing w:after="0" w:line="240" w:lineRule="auto"/>
      <w:jc w:val="lef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microsoft.com/office/2011/relationships/people" Target="peop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16</Pages>
  <Words>207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4</cp:revision>
  <dcterms:created xsi:type="dcterms:W3CDTF">2022-09-29T06:33:00Z</dcterms:created>
  <dcterms:modified xsi:type="dcterms:W3CDTF">2022-09-29T12:12:00Z</dcterms:modified>
</cp:coreProperties>
</file>